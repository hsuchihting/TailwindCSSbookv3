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5"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3"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4"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5"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2"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8"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0"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2"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3"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4"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5"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7"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7"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7"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1"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4"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8"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8"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89"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2"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3"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2"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5"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6"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4"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2"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3"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1"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77777777" w:rsidR="003A76C3" w:rsidRPr="001D5714" w:rsidRDefault="003A76C3" w:rsidP="003A76C3">
      <w:pPr>
        <w:rPr>
          <w:szCs w:val="24"/>
        </w:rPr>
      </w:pPr>
      <w:r w:rsidRPr="001D5714">
        <w:rPr>
          <w:rFonts w:hint="eastAsia"/>
          <w:szCs w:val="24"/>
        </w:rPr>
        <w:t>另外也很高興邀請</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Lily </w:t>
      </w:r>
      <w:r w:rsidRPr="001D5714">
        <w:rPr>
          <w:rFonts w:hint="eastAsia"/>
          <w:szCs w:val="24"/>
        </w:rPr>
        <w:t>提供兩份設計稿件給這次的實戰的兩個主題：個人部落格以及旅遊網站，而設計師會不定期更新作品於她的平台中，若有需要拿設計稿練習的朋友，可以自行到平台與設計師聯繫喔！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777777"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以及在戰時年的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98FB349" w:rsidR="003A76C3" w:rsidRDefault="003A76C3" w:rsidP="003A76C3">
      <w:pPr>
        <w:pStyle w:val="a8"/>
        <w:numPr>
          <w:ilvl w:val="0"/>
          <w:numId w:val="30"/>
        </w:numPr>
        <w:ind w:leftChars="0"/>
      </w:pPr>
      <w:r>
        <w:rPr>
          <w:rFonts w:hint="eastAsia"/>
        </w:rPr>
        <w:t>j</w:t>
      </w:r>
      <w:r>
        <w:t>Query 3.6.0</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2" w:history="1">
        <w:r w:rsidRPr="00A854CF">
          <w:rPr>
            <w:rStyle w:val="a3"/>
          </w:rPr>
          <w:t>https://xd.adobe.com/view/ff4fcbd4-995a-47cf-b696-c3d6c3d362e4-aa1c/</w:t>
        </w:r>
      </w:hyperlink>
    </w:p>
    <w:p w14:paraId="17A11CD0" w14:textId="477551A0" w:rsidR="003A76C3" w:rsidRDefault="003A76C3" w:rsidP="003A76C3"/>
    <w:p w14:paraId="7AC934F9" w14:textId="3772ECCA" w:rsidR="00A854CF" w:rsidRDefault="002326CF" w:rsidP="002326CF">
      <w:pPr>
        <w:pStyle w:val="5"/>
        <w:ind w:left="480"/>
      </w:pPr>
      <w:r>
        <w:rPr>
          <w:rFonts w:hint="eastAsia"/>
        </w:rPr>
        <w:lastRenderedPageBreak/>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lastRenderedPageBreak/>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lastRenderedPageBreak/>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58"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Pr>
        <w:rPr>
          <w:rFonts w:hint="eastAsia"/>
        </w:rPr>
      </w:pPr>
    </w:p>
    <w:p w14:paraId="595113C3" w14:textId="427085C2" w:rsidR="00623864" w:rsidRDefault="00623864" w:rsidP="003A76C3">
      <w:pPr>
        <w:rPr>
          <w:rFonts w:hint="eastAsia"/>
        </w:rPr>
      </w:pPr>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5A44A54A" w:rsidR="00723DC7" w:rsidRPr="00723DC7" w:rsidRDefault="00723DC7" w:rsidP="003A76C3">
      <w:pPr>
        <w:rPr>
          <w:rFonts w:hint="eastAsia"/>
        </w:rPr>
      </w:pPr>
      <w:r>
        <w:rPr>
          <w:rFonts w:hint="eastAsia"/>
        </w:rPr>
        <w:t>看起來沒什麼問題，那再來就是把設計稿上的素材下載到素材資料夾。</w:t>
      </w:r>
    </w:p>
    <w:p w14:paraId="03D47828" w14:textId="77777777" w:rsidR="003A76C3" w:rsidRDefault="003A76C3" w:rsidP="003A76C3">
      <w:pPr>
        <w:pStyle w:val="4"/>
      </w:pPr>
      <w:r>
        <w:rPr>
          <w:rFonts w:hint="eastAsia"/>
        </w:rPr>
        <w:t xml:space="preserve">8.3 </w:t>
      </w:r>
      <w:r>
        <w:t>用</w:t>
      </w:r>
      <w:r>
        <w:t xml:space="preserve"> Vue + Vite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75665368"/>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3"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25"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29"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29"/>
  </w:num>
  <w:num w:numId="3" w16cid:durableId="1901135865">
    <w:abstractNumId w:val="16"/>
  </w:num>
  <w:num w:numId="4" w16cid:durableId="675808333">
    <w:abstractNumId w:val="12"/>
  </w:num>
  <w:num w:numId="5" w16cid:durableId="1392343773">
    <w:abstractNumId w:val="10"/>
  </w:num>
  <w:num w:numId="6" w16cid:durableId="997878796">
    <w:abstractNumId w:val="2"/>
  </w:num>
  <w:num w:numId="7" w16cid:durableId="1720977997">
    <w:abstractNumId w:val="20"/>
  </w:num>
  <w:num w:numId="8" w16cid:durableId="640041418">
    <w:abstractNumId w:val="25"/>
  </w:num>
  <w:num w:numId="9" w16cid:durableId="736247981">
    <w:abstractNumId w:val="26"/>
  </w:num>
  <w:num w:numId="10" w16cid:durableId="1251544254">
    <w:abstractNumId w:val="4"/>
  </w:num>
  <w:num w:numId="11" w16cid:durableId="564991256">
    <w:abstractNumId w:val="23"/>
  </w:num>
  <w:num w:numId="12" w16cid:durableId="1035810356">
    <w:abstractNumId w:val="8"/>
  </w:num>
  <w:num w:numId="13" w16cid:durableId="1767924490">
    <w:abstractNumId w:val="6"/>
  </w:num>
  <w:num w:numId="14" w16cid:durableId="14772302">
    <w:abstractNumId w:val="1"/>
  </w:num>
  <w:num w:numId="15" w16cid:durableId="122165356">
    <w:abstractNumId w:val="30"/>
  </w:num>
  <w:num w:numId="16" w16cid:durableId="1730303953">
    <w:abstractNumId w:val="17"/>
  </w:num>
  <w:num w:numId="17" w16cid:durableId="1568345130">
    <w:abstractNumId w:val="15"/>
  </w:num>
  <w:num w:numId="18" w16cid:durableId="1586692428">
    <w:abstractNumId w:val="28"/>
  </w:num>
  <w:num w:numId="19" w16cid:durableId="1730030843">
    <w:abstractNumId w:val="3"/>
  </w:num>
  <w:num w:numId="20" w16cid:durableId="977608980">
    <w:abstractNumId w:val="0"/>
  </w:num>
  <w:num w:numId="21" w16cid:durableId="1021973713">
    <w:abstractNumId w:val="19"/>
  </w:num>
  <w:num w:numId="22" w16cid:durableId="1516843942">
    <w:abstractNumId w:val="11"/>
  </w:num>
  <w:num w:numId="23" w16cid:durableId="1553924282">
    <w:abstractNumId w:val="21"/>
  </w:num>
  <w:num w:numId="24" w16cid:durableId="1222250037">
    <w:abstractNumId w:val="5"/>
  </w:num>
  <w:num w:numId="25" w16cid:durableId="312371569">
    <w:abstractNumId w:val="9"/>
  </w:num>
  <w:num w:numId="26" w16cid:durableId="782770960">
    <w:abstractNumId w:val="27"/>
  </w:num>
  <w:num w:numId="27" w16cid:durableId="705251817">
    <w:abstractNumId w:val="13"/>
  </w:num>
  <w:num w:numId="28" w16cid:durableId="1339849243">
    <w:abstractNumId w:val="14"/>
  </w:num>
  <w:num w:numId="29" w16cid:durableId="981234953">
    <w:abstractNumId w:val="22"/>
  </w:num>
  <w:num w:numId="30" w16cid:durableId="585309384">
    <w:abstractNumId w:val="18"/>
  </w:num>
  <w:num w:numId="31" w16cid:durableId="576018569">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227CF"/>
    <w:rsid w:val="00027D3A"/>
    <w:rsid w:val="000315C7"/>
    <w:rsid w:val="0003228C"/>
    <w:rsid w:val="00036D5D"/>
    <w:rsid w:val="00046E9F"/>
    <w:rsid w:val="00051619"/>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7AE6"/>
    <w:rsid w:val="001305CF"/>
    <w:rsid w:val="00141606"/>
    <w:rsid w:val="00157A1F"/>
    <w:rsid w:val="00166EBE"/>
    <w:rsid w:val="00170685"/>
    <w:rsid w:val="00170FF5"/>
    <w:rsid w:val="001769C2"/>
    <w:rsid w:val="00181D50"/>
    <w:rsid w:val="0018364C"/>
    <w:rsid w:val="00185318"/>
    <w:rsid w:val="001913C0"/>
    <w:rsid w:val="001A4973"/>
    <w:rsid w:val="001B2DE3"/>
    <w:rsid w:val="001B4E16"/>
    <w:rsid w:val="001B6815"/>
    <w:rsid w:val="001C7B58"/>
    <w:rsid w:val="001D2F14"/>
    <w:rsid w:val="001E784D"/>
    <w:rsid w:val="001F0290"/>
    <w:rsid w:val="001F04CE"/>
    <w:rsid w:val="00212BDD"/>
    <w:rsid w:val="00217341"/>
    <w:rsid w:val="00226DB9"/>
    <w:rsid w:val="002326CF"/>
    <w:rsid w:val="00232994"/>
    <w:rsid w:val="00242465"/>
    <w:rsid w:val="00252CD3"/>
    <w:rsid w:val="0026778C"/>
    <w:rsid w:val="00284636"/>
    <w:rsid w:val="00285289"/>
    <w:rsid w:val="00286C3A"/>
    <w:rsid w:val="00296585"/>
    <w:rsid w:val="002A2DBF"/>
    <w:rsid w:val="002A6C7E"/>
    <w:rsid w:val="002C17B0"/>
    <w:rsid w:val="002C21C7"/>
    <w:rsid w:val="002D2589"/>
    <w:rsid w:val="002D7DBF"/>
    <w:rsid w:val="00301789"/>
    <w:rsid w:val="00301D7F"/>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E7B3F"/>
    <w:rsid w:val="003F0A8C"/>
    <w:rsid w:val="003F2D74"/>
    <w:rsid w:val="003F2E76"/>
    <w:rsid w:val="004001E3"/>
    <w:rsid w:val="00411746"/>
    <w:rsid w:val="004158AD"/>
    <w:rsid w:val="00422194"/>
    <w:rsid w:val="004229FD"/>
    <w:rsid w:val="004350EF"/>
    <w:rsid w:val="00441ADD"/>
    <w:rsid w:val="004471D3"/>
    <w:rsid w:val="00447824"/>
    <w:rsid w:val="00452AED"/>
    <w:rsid w:val="00455610"/>
    <w:rsid w:val="00463E8A"/>
    <w:rsid w:val="004827C9"/>
    <w:rsid w:val="004869F2"/>
    <w:rsid w:val="00494C9A"/>
    <w:rsid w:val="004968E3"/>
    <w:rsid w:val="004A6F5C"/>
    <w:rsid w:val="004B5109"/>
    <w:rsid w:val="004E0700"/>
    <w:rsid w:val="004E39B7"/>
    <w:rsid w:val="004E77CB"/>
    <w:rsid w:val="004F14AB"/>
    <w:rsid w:val="00500E71"/>
    <w:rsid w:val="00502600"/>
    <w:rsid w:val="00504EFD"/>
    <w:rsid w:val="0050754F"/>
    <w:rsid w:val="005113D4"/>
    <w:rsid w:val="00514D5A"/>
    <w:rsid w:val="0051726A"/>
    <w:rsid w:val="00521768"/>
    <w:rsid w:val="0052449B"/>
    <w:rsid w:val="00525881"/>
    <w:rsid w:val="00543EA9"/>
    <w:rsid w:val="005520E3"/>
    <w:rsid w:val="00580248"/>
    <w:rsid w:val="005802AF"/>
    <w:rsid w:val="005829FA"/>
    <w:rsid w:val="00587F05"/>
    <w:rsid w:val="005917B8"/>
    <w:rsid w:val="00595229"/>
    <w:rsid w:val="005A0CCD"/>
    <w:rsid w:val="005A0EAB"/>
    <w:rsid w:val="005D0C4B"/>
    <w:rsid w:val="005E5BFF"/>
    <w:rsid w:val="005E7C96"/>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B069E"/>
    <w:rsid w:val="006B6413"/>
    <w:rsid w:val="006C3FB2"/>
    <w:rsid w:val="006C4CC7"/>
    <w:rsid w:val="006D4C51"/>
    <w:rsid w:val="006E12D7"/>
    <w:rsid w:val="006F61D3"/>
    <w:rsid w:val="007142FA"/>
    <w:rsid w:val="007235EC"/>
    <w:rsid w:val="00723DC7"/>
    <w:rsid w:val="00727A59"/>
    <w:rsid w:val="00733A80"/>
    <w:rsid w:val="007446C9"/>
    <w:rsid w:val="00750F09"/>
    <w:rsid w:val="00761FAB"/>
    <w:rsid w:val="00762B00"/>
    <w:rsid w:val="00771878"/>
    <w:rsid w:val="007835D7"/>
    <w:rsid w:val="007846FD"/>
    <w:rsid w:val="00786AA7"/>
    <w:rsid w:val="007907C0"/>
    <w:rsid w:val="007951B8"/>
    <w:rsid w:val="007A0977"/>
    <w:rsid w:val="007A2451"/>
    <w:rsid w:val="007A5DBC"/>
    <w:rsid w:val="007A6500"/>
    <w:rsid w:val="007B14B8"/>
    <w:rsid w:val="007B4460"/>
    <w:rsid w:val="007D0FFE"/>
    <w:rsid w:val="007D22A7"/>
    <w:rsid w:val="007F06DB"/>
    <w:rsid w:val="007F4EDF"/>
    <w:rsid w:val="007F5A19"/>
    <w:rsid w:val="00806B98"/>
    <w:rsid w:val="008102D7"/>
    <w:rsid w:val="008141AF"/>
    <w:rsid w:val="0082035E"/>
    <w:rsid w:val="008236DC"/>
    <w:rsid w:val="00826B2C"/>
    <w:rsid w:val="0083117C"/>
    <w:rsid w:val="00831190"/>
    <w:rsid w:val="0084412A"/>
    <w:rsid w:val="0084501D"/>
    <w:rsid w:val="008517CD"/>
    <w:rsid w:val="00853BBD"/>
    <w:rsid w:val="0086670F"/>
    <w:rsid w:val="008709E9"/>
    <w:rsid w:val="008763F0"/>
    <w:rsid w:val="00893873"/>
    <w:rsid w:val="008A300B"/>
    <w:rsid w:val="008A7934"/>
    <w:rsid w:val="008B2C2B"/>
    <w:rsid w:val="008B4B65"/>
    <w:rsid w:val="008B7614"/>
    <w:rsid w:val="008D04DA"/>
    <w:rsid w:val="008F6F47"/>
    <w:rsid w:val="00902AC1"/>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C"/>
    <w:rsid w:val="00A46FBF"/>
    <w:rsid w:val="00A47E8F"/>
    <w:rsid w:val="00A55EF2"/>
    <w:rsid w:val="00A577F7"/>
    <w:rsid w:val="00A62E03"/>
    <w:rsid w:val="00A6345B"/>
    <w:rsid w:val="00A65CB2"/>
    <w:rsid w:val="00A711D3"/>
    <w:rsid w:val="00A739CF"/>
    <w:rsid w:val="00A828B1"/>
    <w:rsid w:val="00A854CF"/>
    <w:rsid w:val="00A907C2"/>
    <w:rsid w:val="00A9462B"/>
    <w:rsid w:val="00A949BD"/>
    <w:rsid w:val="00AA2F4C"/>
    <w:rsid w:val="00AA5B78"/>
    <w:rsid w:val="00AB0254"/>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180B"/>
    <w:rsid w:val="00B73A27"/>
    <w:rsid w:val="00B744DE"/>
    <w:rsid w:val="00B75B5D"/>
    <w:rsid w:val="00B804EC"/>
    <w:rsid w:val="00B878B2"/>
    <w:rsid w:val="00B91B19"/>
    <w:rsid w:val="00B96E7C"/>
    <w:rsid w:val="00B96EBC"/>
    <w:rsid w:val="00BA2182"/>
    <w:rsid w:val="00BA56F8"/>
    <w:rsid w:val="00BA6193"/>
    <w:rsid w:val="00BA7A7C"/>
    <w:rsid w:val="00BB1920"/>
    <w:rsid w:val="00BB32C7"/>
    <w:rsid w:val="00BB6AAE"/>
    <w:rsid w:val="00BC3168"/>
    <w:rsid w:val="00BC42E4"/>
    <w:rsid w:val="00BE3B42"/>
    <w:rsid w:val="00BE79E5"/>
    <w:rsid w:val="00C00135"/>
    <w:rsid w:val="00C04B60"/>
    <w:rsid w:val="00C04C3C"/>
    <w:rsid w:val="00C144B5"/>
    <w:rsid w:val="00C21902"/>
    <w:rsid w:val="00C44DAF"/>
    <w:rsid w:val="00C47F5D"/>
    <w:rsid w:val="00C54B96"/>
    <w:rsid w:val="00C92460"/>
    <w:rsid w:val="00CB4D79"/>
    <w:rsid w:val="00CC0326"/>
    <w:rsid w:val="00CC0452"/>
    <w:rsid w:val="00CC1FB5"/>
    <w:rsid w:val="00CD1E67"/>
    <w:rsid w:val="00CE3FB1"/>
    <w:rsid w:val="00CF224B"/>
    <w:rsid w:val="00D30221"/>
    <w:rsid w:val="00D33049"/>
    <w:rsid w:val="00D361AD"/>
    <w:rsid w:val="00D37BFB"/>
    <w:rsid w:val="00D4524F"/>
    <w:rsid w:val="00D564F4"/>
    <w:rsid w:val="00D6297C"/>
    <w:rsid w:val="00D664FA"/>
    <w:rsid w:val="00D76DC9"/>
    <w:rsid w:val="00D8490E"/>
    <w:rsid w:val="00DA3B79"/>
    <w:rsid w:val="00DB374F"/>
    <w:rsid w:val="00DC2E61"/>
    <w:rsid w:val="00DC6594"/>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46353"/>
    <w:rsid w:val="00E52A0B"/>
    <w:rsid w:val="00E53473"/>
    <w:rsid w:val="00E54F06"/>
    <w:rsid w:val="00E60DFD"/>
    <w:rsid w:val="00E64ADB"/>
    <w:rsid w:val="00E7105D"/>
    <w:rsid w:val="00E73F71"/>
    <w:rsid w:val="00E75C6A"/>
    <w:rsid w:val="00E920ED"/>
    <w:rsid w:val="00E94104"/>
    <w:rsid w:val="00E947E4"/>
    <w:rsid w:val="00EB2F76"/>
    <w:rsid w:val="00EC2729"/>
    <w:rsid w:val="00ED76D3"/>
    <w:rsid w:val="00EE128E"/>
    <w:rsid w:val="00EF20F7"/>
    <w:rsid w:val="00EF4F33"/>
    <w:rsid w:val="00EF72C4"/>
    <w:rsid w:val="00EF76D4"/>
    <w:rsid w:val="00F02FCB"/>
    <w:rsid w:val="00F106F7"/>
    <w:rsid w:val="00F206BC"/>
    <w:rsid w:val="00F225B3"/>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hsuchihting/tailwindcss-vue/blob/master/src/views/groupHover.vue" TargetMode="External"/><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0.png"/><Relationship Id="rId170" Type="http://schemas.openxmlformats.org/officeDocument/2006/relationships/image" Target="media/image149.png"/><Relationship Id="rId226" Type="http://schemas.openxmlformats.org/officeDocument/2006/relationships/image" Target="media/image197.png"/><Relationship Id="rId107" Type="http://schemas.openxmlformats.org/officeDocument/2006/relationships/image" Target="media/image91.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hyperlink" Target="https://ithelp.ithome.com.tw/users/20119300/ironman/3948" TargetMode="External"/><Relationship Id="rId95" Type="http://schemas.openxmlformats.org/officeDocument/2006/relationships/hyperlink" Target="https://necolas.github.io/normalize.css/" TargetMode="External"/><Relationship Id="rId160" Type="http://schemas.openxmlformats.org/officeDocument/2006/relationships/image" Target="media/image141.png"/><Relationship Id="rId181" Type="http://schemas.openxmlformats.org/officeDocument/2006/relationships/image" Target="media/image159.png"/><Relationship Id="rId216" Type="http://schemas.openxmlformats.org/officeDocument/2006/relationships/hyperlink" Target="https://unsplash.com/" TargetMode="External"/><Relationship Id="rId237" Type="http://schemas.openxmlformats.org/officeDocument/2006/relationships/image" Target="media/image207.png"/><Relationship Id="rId258" Type="http://schemas.openxmlformats.org/officeDocument/2006/relationships/hyperlink" Target="https://fonts.google.com/noto/specimen/Noto+Sans+TC?subset=chinese-traditional" TargetMode="External"/><Relationship Id="rId22" Type="http://schemas.openxmlformats.org/officeDocument/2006/relationships/hyperlink" Target="https://caniuse.com/" TargetMode="Externa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73.png"/><Relationship Id="rId150" Type="http://schemas.openxmlformats.org/officeDocument/2006/relationships/image" Target="media/image132.png"/><Relationship Id="rId171" Type="http://schemas.openxmlformats.org/officeDocument/2006/relationships/image" Target="media/image150.png"/><Relationship Id="rId192" Type="http://schemas.openxmlformats.org/officeDocument/2006/relationships/hyperlink" Target="https://www.npmjs.com/package/autoprefixer" TargetMode="External"/><Relationship Id="rId206" Type="http://schemas.openxmlformats.org/officeDocument/2006/relationships/image" Target="media/image180.png"/><Relationship Id="rId227" Type="http://schemas.openxmlformats.org/officeDocument/2006/relationships/image" Target="media/image198.png"/><Relationship Id="rId248" Type="http://schemas.openxmlformats.org/officeDocument/2006/relationships/image" Target="media/image216.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hyperlink" Target="https://github.com/hsuchihting/tailwindcss-vue/blob/master/src/views/addBase.vue" TargetMode="External"/><Relationship Id="rId182" Type="http://schemas.openxmlformats.org/officeDocument/2006/relationships/image" Target="media/image160.png"/><Relationship Id="rId217" Type="http://schemas.openxmlformats.org/officeDocument/2006/relationships/image" Target="media/image188.png"/><Relationship Id="rId6" Type="http://schemas.openxmlformats.org/officeDocument/2006/relationships/image" Target="media/image1.png"/><Relationship Id="rId238" Type="http://schemas.openxmlformats.org/officeDocument/2006/relationships/image" Target="media/image208.png"/><Relationship Id="rId259" Type="http://schemas.openxmlformats.org/officeDocument/2006/relationships/image" Target="media/image224.png"/><Relationship Id="rId23" Type="http://schemas.openxmlformats.org/officeDocument/2006/relationships/image" Target="media/image14.png"/><Relationship Id="rId119" Type="http://schemas.openxmlformats.org/officeDocument/2006/relationships/image" Target="media/image102.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1.png"/><Relationship Id="rId193" Type="http://schemas.openxmlformats.org/officeDocument/2006/relationships/hyperlink" Target="https://www.npmjs.com/package/autoprefixer" TargetMode="External"/><Relationship Id="rId207" Type="http://schemas.openxmlformats.org/officeDocument/2006/relationships/image" Target="media/image181.png"/><Relationship Id="rId228" Type="http://schemas.openxmlformats.org/officeDocument/2006/relationships/image" Target="media/image199.png"/><Relationship Id="rId249" Type="http://schemas.openxmlformats.org/officeDocument/2006/relationships/image" Target="media/image217.png"/><Relationship Id="rId13" Type="http://schemas.openxmlformats.org/officeDocument/2006/relationships/hyperlink" Target="https://2021.stateofcss.com/en-US/technologies/css-frameworks" TargetMode="External"/><Relationship Id="rId109" Type="http://schemas.openxmlformats.org/officeDocument/2006/relationships/image" Target="media/image93.png"/><Relationship Id="rId260" Type="http://schemas.openxmlformats.org/officeDocument/2006/relationships/image" Target="media/image22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image" Target="media/image2.png"/><Relationship Id="rId162" Type="http://schemas.openxmlformats.org/officeDocument/2006/relationships/image" Target="media/image142.png"/><Relationship Id="rId183" Type="http://schemas.openxmlformats.org/officeDocument/2006/relationships/image" Target="media/image161.png"/><Relationship Id="rId218" Type="http://schemas.openxmlformats.org/officeDocument/2006/relationships/image" Target="media/image189.png"/><Relationship Id="rId239" Type="http://schemas.openxmlformats.org/officeDocument/2006/relationships/image" Target="media/image209.png"/><Relationship Id="rId250" Type="http://schemas.openxmlformats.org/officeDocument/2006/relationships/image" Target="media/image218.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4.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2.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0.png"/><Relationship Id="rId240" Type="http://schemas.openxmlformats.org/officeDocument/2006/relationships/image" Target="media/image210.png"/><Relationship Id="rId261" Type="http://schemas.openxmlformats.org/officeDocument/2006/relationships/image" Target="media/image226.png"/><Relationship Id="rId14" Type="http://schemas.openxmlformats.org/officeDocument/2006/relationships/hyperlink" Target="https://tailwindcss.com/docs/responsive-design"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4.png"/><Relationship Id="rId8" Type="http://schemas.openxmlformats.org/officeDocument/2006/relationships/image" Target="media/image3.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2.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hyperlink" Target="https://github.com/hsuchihting/TailwindCSS_demo/blob/master/transformCard.html"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1.png"/><Relationship Id="rId241" Type="http://schemas.openxmlformats.org/officeDocument/2006/relationships/image" Target="media/image211.png"/><Relationship Id="rId15" Type="http://schemas.openxmlformats.org/officeDocument/2006/relationships/hyperlink" Target="https://tailwindcss.com/docs/responsive-design" TargetMode="External"/><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27.png"/><Relationship Id="rId78" Type="http://schemas.openxmlformats.org/officeDocument/2006/relationships/image" Target="media/image6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5.png"/><Relationship Id="rId164" Type="http://schemas.openxmlformats.org/officeDocument/2006/relationships/hyperlink" Target="https://github.com/hsuchihting/tailwindcss-vue/blob/master/tailwind.config.js" TargetMode="External"/><Relationship Id="rId185" Type="http://schemas.openxmlformats.org/officeDocument/2006/relationships/image" Target="media/image163.png"/><Relationship Id="rId9" Type="http://schemas.openxmlformats.org/officeDocument/2006/relationships/image" Target="media/image4.png"/><Relationship Id="rId210" Type="http://schemas.openxmlformats.org/officeDocument/2006/relationships/image" Target="media/image184.png"/><Relationship Id="rId26" Type="http://schemas.openxmlformats.org/officeDocument/2006/relationships/image" Target="media/image17.png"/><Relationship Id="rId231" Type="http://schemas.openxmlformats.org/officeDocument/2006/relationships/image" Target="media/image202.png"/><Relationship Id="rId252" Type="http://schemas.openxmlformats.org/officeDocument/2006/relationships/hyperlink" Target="https://xd.adobe.com/view/ff4fcbd4-995a-47cf-b696-c3d6c3d362e4-aa1c/"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2.png"/><Relationship Id="rId242" Type="http://schemas.openxmlformats.org/officeDocument/2006/relationships/hyperlink" Target="https://github.com/hsuchihting/TailwindCSS_demo/blob/master/card.html" TargetMode="External"/><Relationship Id="rId263" Type="http://schemas.openxmlformats.org/officeDocument/2006/relationships/image" Target="media/image228.png"/><Relationship Id="rId37" Type="http://schemas.openxmlformats.org/officeDocument/2006/relationships/image" Target="media/image28.png"/><Relationship Id="rId58" Type="http://schemas.openxmlformats.org/officeDocument/2006/relationships/hyperlink" Target="https://codepen.io/hnzxewqw/pen/RwpJGwW" TargetMode="External"/><Relationship Id="rId79" Type="http://schemas.openxmlformats.org/officeDocument/2006/relationships/hyperlink" Target="https://codepen.io/hnzxewqw/pen/KKyKbqe" TargetMode="External"/><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8.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3.png"/><Relationship Id="rId253" Type="http://schemas.openxmlformats.org/officeDocument/2006/relationships/image" Target="media/image21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hyperlink" Target="https://github.com/hsuchihting/tailwindcss-vue/blob/master/src/views/CardDemo.vue" TargetMode="External"/><Relationship Id="rId155" Type="http://schemas.openxmlformats.org/officeDocument/2006/relationships/image" Target="media/image137.png"/><Relationship Id="rId176" Type="http://schemas.openxmlformats.org/officeDocument/2006/relationships/image" Target="media/image155.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hyperlink" Target="https://hsuchihting.github.io/TailwindCSS/20211003/944679405/" TargetMode="External"/><Relationship Id="rId264"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7.png"/><Relationship Id="rId166" Type="http://schemas.openxmlformats.org/officeDocument/2006/relationships/image" Target="media/image145.png"/><Relationship Id="rId187" Type="http://schemas.openxmlformats.org/officeDocument/2006/relationships/image" Target="media/image165.png"/><Relationship Id="rId1" Type="http://schemas.openxmlformats.org/officeDocument/2006/relationships/numbering" Target="numbering.xml"/><Relationship Id="rId212" Type="http://schemas.openxmlformats.org/officeDocument/2006/relationships/hyperlink" Target="https://github.com/hsuchihting/TailwindCSS_demo/blob/master/message.html" TargetMode="External"/><Relationship Id="rId233" Type="http://schemas.openxmlformats.org/officeDocument/2006/relationships/image" Target="media/image204.png"/><Relationship Id="rId254" Type="http://schemas.openxmlformats.org/officeDocument/2006/relationships/image" Target="media/image22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4.png"/><Relationship Id="rId244" Type="http://schemas.openxmlformats.org/officeDocument/2006/relationships/image" Target="media/image21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hyperlink" Target="https://hsuchihting.github.io/dark_mode_demo/darkModeDemo.html" TargetMode="External"/><Relationship Id="rId71" Type="http://schemas.openxmlformats.org/officeDocument/2006/relationships/image" Target="media/image61.png"/><Relationship Id="rId92" Type="http://schemas.openxmlformats.org/officeDocument/2006/relationships/hyperlink" Target="https://tailwindcss.tw/docs/preflight" TargetMode="External"/><Relationship Id="rId213" Type="http://schemas.openxmlformats.org/officeDocument/2006/relationships/image" Target="media/image186.png"/><Relationship Id="rId234" Type="http://schemas.openxmlformats.org/officeDocument/2006/relationships/hyperlink" Target="https://github.com/hsuchihting/TailwindCSS_demo/blob/master/card.html" TargetMode="External"/><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21.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hyperlink" Target="https://github.com/hsuchihting/tailwindcss-vue/blob/master/src/views/plugins.vue" TargetMode="External"/><Relationship Id="rId178" Type="http://schemas.openxmlformats.org/officeDocument/2006/relationships/hyperlink" Target="https://github.com/hsuchihting/tailwindcss-vue/blob/master/src/views/jit.vue" TargetMode="External"/><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image" Target="media/image195.png"/><Relationship Id="rId245" Type="http://schemas.openxmlformats.org/officeDocument/2006/relationships/image" Target="media/image213.png"/><Relationship Id="rId30" Type="http://schemas.openxmlformats.org/officeDocument/2006/relationships/image" Target="media/image21.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7.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github.com/sindresorhus/modern-normalize" TargetMode="External"/><Relationship Id="rId189" Type="http://schemas.openxmlformats.org/officeDocument/2006/relationships/hyperlink" Target="https://github.com/hsuchihting/dark_mode_demo/blob/master/darkModeDemo.html" TargetMode="External"/><Relationship Id="rId3" Type="http://schemas.openxmlformats.org/officeDocument/2006/relationships/settings" Target="settings.xml"/><Relationship Id="rId214" Type="http://schemas.openxmlformats.org/officeDocument/2006/relationships/image" Target="media/image187.png"/><Relationship Id="rId235" Type="http://schemas.openxmlformats.org/officeDocument/2006/relationships/image" Target="media/image205.png"/><Relationship Id="rId256" Type="http://schemas.openxmlformats.org/officeDocument/2006/relationships/image" Target="media/image222.png"/><Relationship Id="rId116" Type="http://schemas.openxmlformats.org/officeDocument/2006/relationships/image" Target="media/image100.png"/><Relationship Id="rId137" Type="http://schemas.openxmlformats.org/officeDocument/2006/relationships/hyperlink" Target="https://github.com/hsuchihting/tailwindcss-vue/blob/master/src/style/index.css" TargetMode="External"/><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57.png"/><Relationship Id="rId190" Type="http://schemas.openxmlformats.org/officeDocument/2006/relationships/image" Target="media/image166.png"/><Relationship Id="rId204" Type="http://schemas.openxmlformats.org/officeDocument/2006/relationships/image" Target="media/image178.png"/><Relationship Id="rId225" Type="http://schemas.openxmlformats.org/officeDocument/2006/relationships/image" Target="media/image196.png"/><Relationship Id="rId246" Type="http://schemas.openxmlformats.org/officeDocument/2006/relationships/image" Target="media/image214.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hyperlink" Target="https://meyerweb.com/eric/tools/css/reset/" TargetMode="External"/><Relationship Id="rId148" Type="http://schemas.openxmlformats.org/officeDocument/2006/relationships/image" Target="media/image130.png"/><Relationship Id="rId169" Type="http://schemas.openxmlformats.org/officeDocument/2006/relationships/image" Target="media/image148.png"/><Relationship Id="rId4" Type="http://schemas.openxmlformats.org/officeDocument/2006/relationships/webSettings" Target="webSettings.xml"/><Relationship Id="rId180" Type="http://schemas.openxmlformats.org/officeDocument/2006/relationships/image" Target="media/image158.png"/><Relationship Id="rId215" Type="http://schemas.openxmlformats.org/officeDocument/2006/relationships/hyperlink" Target="https://picsum.photos/" TargetMode="External"/><Relationship Id="rId236" Type="http://schemas.openxmlformats.org/officeDocument/2006/relationships/image" Target="media/image206.png"/><Relationship Id="rId257" Type="http://schemas.openxmlformats.org/officeDocument/2006/relationships/image" Target="media/image223.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0.png"/><Relationship Id="rId191" Type="http://schemas.openxmlformats.org/officeDocument/2006/relationships/image" Target="media/image167.png"/><Relationship Id="rId205" Type="http://schemas.openxmlformats.org/officeDocument/2006/relationships/image" Target="media/image179.png"/><Relationship Id="rId247" Type="http://schemas.openxmlformats.org/officeDocument/2006/relationships/image" Target="media/image21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519</TotalTime>
  <Pages>138</Pages>
  <Words>6617</Words>
  <Characters>37720</Characters>
  <Application>Microsoft Office Word</Application>
  <DocSecurity>0</DocSecurity>
  <Lines>314</Lines>
  <Paragraphs>88</Paragraphs>
  <ScaleCrop>false</ScaleCrop>
  <Company/>
  <LinksUpToDate>false</LinksUpToDate>
  <CharactersWithSpaces>44249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23</cp:revision>
  <dcterms:created xsi:type="dcterms:W3CDTF">2022-04-20T13:44:00Z</dcterms:created>
  <dcterms:modified xsi:type="dcterms:W3CDTF">2022-05-25T16:04:00Z</dcterms:modified>
</cp:coreProperties>
</file>