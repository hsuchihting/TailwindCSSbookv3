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5"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3"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4"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5"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2"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8102D7">
        <w:fldChar w:fldCharType="begin"/>
      </w:r>
      <w:r w:rsidR="008102D7">
        <w:instrText xml:space="preserve"> HYPERLINK "https://codepen.io/hnzxewqw/pen/RwpJGwW" </w:instrText>
      </w:r>
      <w:r w:rsidR="008102D7">
        <w:fldChar w:fldCharType="separate"/>
      </w:r>
      <w:r w:rsidRPr="00F64CB0">
        <w:rPr>
          <w:rStyle w:val="a3"/>
          <w:rFonts w:ascii="Lato" w:hAnsi="Lato"/>
          <w:color w:val="auto"/>
          <w:szCs w:val="24"/>
          <w:shd w:val="clear" w:color="auto" w:fill="FFFFFF"/>
        </w:rPr>
        <w:t>https://codepen.io/hnzxewqw/pen/RwpJGwW</w:t>
      </w:r>
      <w:r w:rsidR="008102D7">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8"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8102D7">
        <w:fldChar w:fldCharType="begin"/>
      </w:r>
      <w:r w:rsidR="008102D7">
        <w:instrText xml:space="preserve"> HYPERLINK "https://github.com/hsuchihting/tailwindcss-vue/blob/master/src/views/CardDemo.vue" </w:instrText>
      </w:r>
      <w:r w:rsidR="008102D7">
        <w:fldChar w:fldCharType="separate"/>
      </w:r>
      <w:r w:rsidRPr="00F64CB0">
        <w:rPr>
          <w:rStyle w:val="a3"/>
          <w:color w:val="auto"/>
        </w:rPr>
        <w:t>https://github.com/hsuchihting/tailwindcss-vue/blob/master/src/views/CardDemo.vue</w:t>
      </w:r>
      <w:r w:rsidR="008102D7">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0"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1"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2"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3"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5"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8102D7">
        <w:fldChar w:fldCharType="begin"/>
      </w:r>
      <w:r w:rsidR="008102D7">
        <w:instrText xml:space="preserve"> HYPERLINK "https://github.com/hsuchihting/tailwindcss-vue/blob/master/src/style/index.css" </w:instrText>
      </w:r>
      <w:r w:rsidR="008102D7">
        <w:fldChar w:fldCharType="separate"/>
      </w:r>
      <w:r w:rsidRPr="00F64F60">
        <w:rPr>
          <w:rStyle w:val="a3"/>
          <w:shd w:val="clear" w:color="auto" w:fill="FFFFFF"/>
        </w:rPr>
        <w:t>https://github.com/hsuchihting/tailwindcss-vue/blob/master/src/style/index.css</w:t>
      </w:r>
      <w:r w:rsidR="008102D7">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w:t>
      </w:r>
      <w:proofErr w:type="gramStart"/>
      <w:r>
        <w:rPr>
          <w:rFonts w:hint="eastAsia"/>
        </w:rPr>
        <w:t>做對</w:t>
      </w:r>
      <w:proofErr w:type="gramEnd"/>
      <w:r>
        <w:rPr>
          <w:rFonts w:hint="eastAsia"/>
        </w:rPr>
        <w:t>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8102D7">
        <w:fldChar w:fldCharType="begin"/>
      </w:r>
      <w:r w:rsidR="008102D7">
        <w:instrText xml:space="preserve"> HYPERLINK "https://github.com/hsuchihting/tailwindcss-vue/blob/master/src/views/plugins.vue" </w:instrText>
      </w:r>
      <w:r w:rsidR="008102D7">
        <w:fldChar w:fldCharType="separate"/>
      </w:r>
      <w:r w:rsidRPr="004B5109">
        <w:rPr>
          <w:rStyle w:val="a3"/>
        </w:rPr>
        <w:t>https://github.com/hsuchihting/tailwindcss-vue/blob/master/src/views/plugins.vue</w:t>
      </w:r>
      <w:r w:rsidR="008102D7">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8102D7">
        <w:fldChar w:fldCharType="begin"/>
      </w:r>
      <w:r w:rsidR="008102D7">
        <w:instrText xml:space="preserve"> HYPERLINK "https://github.com/hsuchihting/tailwindcss-vue/blob/master/src/views/addBase.vue" </w:instrText>
      </w:r>
      <w:r w:rsidR="008102D7">
        <w:fldChar w:fldCharType="separate"/>
      </w:r>
      <w:r w:rsidRPr="009F2701">
        <w:rPr>
          <w:rStyle w:val="a3"/>
        </w:rPr>
        <w:t>https://github.com/hsuchihting/tailwindcss-vue/blob/master/src/views/addBase.vue</w:t>
      </w:r>
      <w:r w:rsidR="008102D7">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59"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8102D7">
        <w:fldChar w:fldCharType="begin"/>
      </w:r>
      <w:r w:rsidR="008102D7">
        <w:instrText xml:space="preserve"> HYPERLINK "https://github.com/hsuchihting/tailwindcss-vue/blob/master/src/views/jit.vue" </w:instrText>
      </w:r>
      <w:r w:rsidR="008102D7">
        <w:fldChar w:fldCharType="separate"/>
      </w:r>
      <w:r w:rsidRPr="008517CD">
        <w:rPr>
          <w:rStyle w:val="a3"/>
        </w:rPr>
        <w:t>https://github.com/hsuchihting/tailwindcss-vue/blob/master/src/views/jit.vue</w:t>
      </w:r>
      <w:r w:rsidR="008102D7">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2"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8102D7">
        <w:fldChar w:fldCharType="begin"/>
      </w:r>
      <w:r w:rsidR="008102D7">
        <w:instrText xml:space="preserve"> HYPERLINK "https://github.com/hsuchihting/dark_mode_demo/blob/master/darkModeDemo.html" </w:instrText>
      </w:r>
      <w:r w:rsidR="008102D7">
        <w:fldChar w:fldCharType="separate"/>
      </w:r>
      <w:r w:rsidRPr="00422194">
        <w:rPr>
          <w:rStyle w:val="a3"/>
        </w:rPr>
        <w:t>https://github.com/hsuchihting/dark_mode_demo/blob/master/darkModeDemo.html</w:t>
      </w:r>
      <w:r w:rsidR="008102D7">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8102D7">
        <w:fldChar w:fldCharType="begin"/>
      </w:r>
      <w:r w:rsidR="008102D7">
        <w:instrText xml:space="preserve"> HYPERLINK "https://www.npmjs.com/package/autoprefixer" \t "_blank" </w:instrText>
      </w:r>
      <w:r w:rsidR="008102D7">
        <w:fldChar w:fldCharType="separate"/>
      </w:r>
      <w:r>
        <w:rPr>
          <w:rStyle w:val="a3"/>
          <w:rFonts w:ascii="Lato" w:hAnsi="Lato"/>
          <w:color w:val="555555"/>
          <w:sz w:val="27"/>
          <w:szCs w:val="27"/>
          <w:shd w:val="clear" w:color="auto" w:fill="FFFFFF"/>
        </w:rPr>
        <w:t>autoprefixer</w:t>
      </w:r>
      <w:proofErr w:type="spellEnd"/>
      <w:r w:rsidR="008102D7">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5"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4"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7"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8"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26"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34"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5"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43"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77777777" w:rsidR="003A76C3" w:rsidRDefault="003A76C3" w:rsidP="003A76C3">
      <w:pPr>
        <w:pStyle w:val="4"/>
        <w:numPr>
          <w:ilvl w:val="1"/>
          <w:numId w:val="24"/>
        </w:numPr>
      </w:pPr>
      <w:r>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77777777" w:rsidR="003A76C3" w:rsidRPr="001D5714" w:rsidRDefault="003A76C3" w:rsidP="003A76C3">
      <w:pPr>
        <w:rPr>
          <w:szCs w:val="24"/>
        </w:rPr>
      </w:pPr>
      <w:r w:rsidRPr="001D5714">
        <w:rPr>
          <w:rFonts w:hint="eastAsia"/>
          <w:szCs w:val="24"/>
        </w:rPr>
        <w:t>另外也很高興邀請</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Lily </w:t>
      </w:r>
      <w:r w:rsidRPr="001D5714">
        <w:rPr>
          <w:rFonts w:hint="eastAsia"/>
          <w:szCs w:val="24"/>
        </w:rPr>
        <w:t>提供兩份設計稿件給這次的實戰的兩個主題：個人部落格以及旅遊網站，而設計師會不定期更新作品於她的平台中，若有需要拿設計稿練習的朋友，可以自行到平台與設計師聯繫喔！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777777"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以及在戰時年的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77777777" w:rsidR="003A76C3" w:rsidRDefault="003A76C3" w:rsidP="003A76C3">
      <w:pPr>
        <w:pStyle w:val="4"/>
        <w:numPr>
          <w:ilvl w:val="1"/>
          <w:numId w:val="24"/>
        </w:numPr>
      </w:pPr>
      <w:r>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77777777" w:rsidR="003A76C3" w:rsidRPr="0044396F" w:rsidRDefault="003A76C3" w:rsidP="003A76C3">
      <w:pPr>
        <w:pStyle w:val="a8"/>
        <w:numPr>
          <w:ilvl w:val="0"/>
          <w:numId w:val="30"/>
        </w:numPr>
        <w:ind w:leftChars="0"/>
      </w:pPr>
      <w:r>
        <w:rPr>
          <w:rFonts w:hint="eastAsia"/>
        </w:rPr>
        <w:t>j</w:t>
      </w:r>
      <w:r>
        <w:t>Query 3.6.0</w:t>
      </w:r>
    </w:p>
    <w:p w14:paraId="17A11CD0" w14:textId="77777777" w:rsidR="003A76C3" w:rsidRDefault="003A76C3" w:rsidP="003A76C3"/>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77777777" w:rsidR="003A76C3" w:rsidRDefault="003A76C3" w:rsidP="003A76C3">
      <w:r w:rsidRPr="00623E81">
        <w:rPr>
          <w:noProof/>
        </w:rPr>
        <w:lastRenderedPageBreak/>
        <w:drawing>
          <wp:inline distT="0" distB="0" distL="0" distR="0" wp14:anchorId="69B83652" wp14:editId="5B08C8E5">
            <wp:extent cx="5274310" cy="5723890"/>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72389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77777777" w:rsidR="003A76C3" w:rsidRDefault="003A76C3" w:rsidP="003A76C3"/>
    <w:p w14:paraId="5C09ECF6" w14:textId="77777777" w:rsidR="003A76C3" w:rsidRPr="005372BD" w:rsidRDefault="003A76C3" w:rsidP="003A76C3"/>
    <w:p w14:paraId="03D47828" w14:textId="77777777" w:rsidR="003A76C3" w:rsidRDefault="003A76C3" w:rsidP="003A76C3">
      <w:pPr>
        <w:pStyle w:val="4"/>
      </w:pPr>
      <w:r>
        <w:rPr>
          <w:rFonts w:hint="eastAsia"/>
        </w:rPr>
        <w:t xml:space="preserve">8.3 </w:t>
      </w:r>
      <w:r>
        <w:t>用</w:t>
      </w:r>
      <w:r>
        <w:t xml:space="preserve"> Vue + </w:t>
      </w:r>
      <w:proofErr w:type="spellStart"/>
      <w:r>
        <w:t>Vite</w:t>
      </w:r>
      <w:proofErr w:type="spellEnd"/>
      <w:r>
        <w:t xml:space="preserve"> + Tailwind CSS </w:t>
      </w:r>
      <w:r>
        <w:t>開發旅遊網站</w:t>
      </w:r>
    </w:p>
    <w:p w14:paraId="09124165" w14:textId="77777777" w:rsidR="003A76C3" w:rsidRDefault="003A76C3" w:rsidP="003A76C3">
      <w:pPr>
        <w:pStyle w:val="a8"/>
        <w:ind w:leftChars="0"/>
      </w:pPr>
    </w:p>
    <w:p w14:paraId="1C636F46" w14:textId="77777777" w:rsidR="003A76C3" w:rsidRDefault="003A76C3" w:rsidP="003A76C3">
      <w:pPr>
        <w:pStyle w:val="3"/>
        <w:numPr>
          <w:ilvl w:val="0"/>
          <w:numId w:val="24"/>
        </w:numPr>
      </w:pPr>
      <w:proofErr w:type="spellStart"/>
      <w:r>
        <w:lastRenderedPageBreak/>
        <w:t>Taiwind</w:t>
      </w:r>
      <w:proofErr w:type="spellEnd"/>
      <w:r>
        <w:t xml:space="preserve"> CSS </w:t>
      </w:r>
      <w:r>
        <w:t>發展與未來</w:t>
      </w:r>
    </w:p>
    <w:p w14:paraId="2DB09105" w14:textId="77777777" w:rsidR="003A76C3" w:rsidRPr="001D5714" w:rsidRDefault="003A76C3" w:rsidP="003A76C3">
      <w:pPr>
        <w:pStyle w:val="3"/>
        <w:numPr>
          <w:ilvl w:val="0"/>
          <w:numId w:val="24"/>
        </w:numPr>
      </w:pPr>
      <w:proofErr w:type="gramStart"/>
      <w:r>
        <w:rPr>
          <w:rFonts w:hint="eastAsia"/>
        </w:rPr>
        <w:t>誌謝與</w:t>
      </w:r>
      <w:proofErr w:type="gramEnd"/>
      <w:r>
        <w:rPr>
          <w:rFonts w:hint="eastAsia"/>
        </w:rPr>
        <w:t>參考資料</w:t>
      </w:r>
    </w:p>
    <w:p w14:paraId="48CD5393" w14:textId="77777777" w:rsidR="003A76C3" w:rsidRPr="00500E71" w:rsidRDefault="003A76C3" w:rsidP="009B077A">
      <w:pPr>
        <w:rPr>
          <w:rFonts w:hint="eastAsia"/>
        </w:rPr>
      </w:pPr>
    </w:p>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561C09"/>
    <w:multiLevelType w:val="hybridMultilevel"/>
    <w:tmpl w:val="7566536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3"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28"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7"/>
  </w:num>
  <w:num w:numId="2" w16cid:durableId="2068144874">
    <w:abstractNumId w:val="28"/>
  </w:num>
  <w:num w:numId="3" w16cid:durableId="1901135865">
    <w:abstractNumId w:val="16"/>
  </w:num>
  <w:num w:numId="4" w16cid:durableId="675808333">
    <w:abstractNumId w:val="12"/>
  </w:num>
  <w:num w:numId="5" w16cid:durableId="1392343773">
    <w:abstractNumId w:val="10"/>
  </w:num>
  <w:num w:numId="6" w16cid:durableId="997878796">
    <w:abstractNumId w:val="2"/>
  </w:num>
  <w:num w:numId="7" w16cid:durableId="1720977997">
    <w:abstractNumId w:val="20"/>
  </w:num>
  <w:num w:numId="8" w16cid:durableId="640041418">
    <w:abstractNumId w:val="24"/>
  </w:num>
  <w:num w:numId="9" w16cid:durableId="736247981">
    <w:abstractNumId w:val="25"/>
  </w:num>
  <w:num w:numId="10" w16cid:durableId="1251544254">
    <w:abstractNumId w:val="4"/>
  </w:num>
  <w:num w:numId="11" w16cid:durableId="564991256">
    <w:abstractNumId w:val="23"/>
  </w:num>
  <w:num w:numId="12" w16cid:durableId="1035810356">
    <w:abstractNumId w:val="8"/>
  </w:num>
  <w:num w:numId="13" w16cid:durableId="1767924490">
    <w:abstractNumId w:val="6"/>
  </w:num>
  <w:num w:numId="14" w16cid:durableId="14772302">
    <w:abstractNumId w:val="1"/>
  </w:num>
  <w:num w:numId="15" w16cid:durableId="122165356">
    <w:abstractNumId w:val="29"/>
  </w:num>
  <w:num w:numId="16" w16cid:durableId="1730303953">
    <w:abstractNumId w:val="17"/>
  </w:num>
  <w:num w:numId="17" w16cid:durableId="1568345130">
    <w:abstractNumId w:val="15"/>
  </w:num>
  <w:num w:numId="18" w16cid:durableId="1586692428">
    <w:abstractNumId w:val="27"/>
  </w:num>
  <w:num w:numId="19" w16cid:durableId="1730030843">
    <w:abstractNumId w:val="3"/>
  </w:num>
  <w:num w:numId="20" w16cid:durableId="977608980">
    <w:abstractNumId w:val="0"/>
  </w:num>
  <w:num w:numId="21" w16cid:durableId="1021973713">
    <w:abstractNumId w:val="19"/>
  </w:num>
  <w:num w:numId="22" w16cid:durableId="1516843942">
    <w:abstractNumId w:val="11"/>
  </w:num>
  <w:num w:numId="23" w16cid:durableId="1553924282">
    <w:abstractNumId w:val="21"/>
  </w:num>
  <w:num w:numId="24" w16cid:durableId="1222250037">
    <w:abstractNumId w:val="5"/>
  </w:num>
  <w:num w:numId="25" w16cid:durableId="312371569">
    <w:abstractNumId w:val="9"/>
  </w:num>
  <w:num w:numId="26" w16cid:durableId="782770960">
    <w:abstractNumId w:val="26"/>
  </w:num>
  <w:num w:numId="27" w16cid:durableId="705251817">
    <w:abstractNumId w:val="13"/>
  </w:num>
  <w:num w:numId="28" w16cid:durableId="1339849243">
    <w:abstractNumId w:val="14"/>
  </w:num>
  <w:num w:numId="29" w16cid:durableId="981234953">
    <w:abstractNumId w:val="22"/>
  </w:num>
  <w:num w:numId="30" w16cid:durableId="585309384">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227CF"/>
    <w:rsid w:val="00027D3A"/>
    <w:rsid w:val="000315C7"/>
    <w:rsid w:val="0003228C"/>
    <w:rsid w:val="00036D5D"/>
    <w:rsid w:val="00046E9F"/>
    <w:rsid w:val="00051619"/>
    <w:rsid w:val="00054931"/>
    <w:rsid w:val="00054994"/>
    <w:rsid w:val="0005719F"/>
    <w:rsid w:val="00064958"/>
    <w:rsid w:val="000666CC"/>
    <w:rsid w:val="00073777"/>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7AE6"/>
    <w:rsid w:val="001305CF"/>
    <w:rsid w:val="00141606"/>
    <w:rsid w:val="00157A1F"/>
    <w:rsid w:val="00166EBE"/>
    <w:rsid w:val="00170685"/>
    <w:rsid w:val="00170FF5"/>
    <w:rsid w:val="001769C2"/>
    <w:rsid w:val="00181D50"/>
    <w:rsid w:val="0018364C"/>
    <w:rsid w:val="00185318"/>
    <w:rsid w:val="001913C0"/>
    <w:rsid w:val="001A4973"/>
    <w:rsid w:val="001B2DE3"/>
    <w:rsid w:val="001B4E16"/>
    <w:rsid w:val="001B6815"/>
    <w:rsid w:val="001C7B58"/>
    <w:rsid w:val="001D2F14"/>
    <w:rsid w:val="001E784D"/>
    <w:rsid w:val="001F0290"/>
    <w:rsid w:val="001F04CE"/>
    <w:rsid w:val="00217341"/>
    <w:rsid w:val="00226DB9"/>
    <w:rsid w:val="00232994"/>
    <w:rsid w:val="00242465"/>
    <w:rsid w:val="00252CD3"/>
    <w:rsid w:val="0026778C"/>
    <w:rsid w:val="00285289"/>
    <w:rsid w:val="00286C3A"/>
    <w:rsid w:val="00296585"/>
    <w:rsid w:val="002A2DBF"/>
    <w:rsid w:val="002A6C7E"/>
    <w:rsid w:val="002C17B0"/>
    <w:rsid w:val="002C21C7"/>
    <w:rsid w:val="002D2589"/>
    <w:rsid w:val="002D7DBF"/>
    <w:rsid w:val="00301789"/>
    <w:rsid w:val="00301D7F"/>
    <w:rsid w:val="00326A0B"/>
    <w:rsid w:val="00335BBE"/>
    <w:rsid w:val="00351B3D"/>
    <w:rsid w:val="003579F8"/>
    <w:rsid w:val="0036053D"/>
    <w:rsid w:val="00371052"/>
    <w:rsid w:val="00371C2F"/>
    <w:rsid w:val="00383051"/>
    <w:rsid w:val="00383ACB"/>
    <w:rsid w:val="003950AD"/>
    <w:rsid w:val="00395BED"/>
    <w:rsid w:val="003A456E"/>
    <w:rsid w:val="003A51E9"/>
    <w:rsid w:val="003A76C3"/>
    <w:rsid w:val="003C2517"/>
    <w:rsid w:val="003C330D"/>
    <w:rsid w:val="003E7B3F"/>
    <w:rsid w:val="003F0A8C"/>
    <w:rsid w:val="003F2D74"/>
    <w:rsid w:val="003F2E76"/>
    <w:rsid w:val="004001E3"/>
    <w:rsid w:val="00411746"/>
    <w:rsid w:val="004158AD"/>
    <w:rsid w:val="00422194"/>
    <w:rsid w:val="004229FD"/>
    <w:rsid w:val="004350EF"/>
    <w:rsid w:val="00441ADD"/>
    <w:rsid w:val="004471D3"/>
    <w:rsid w:val="00447824"/>
    <w:rsid w:val="00452AED"/>
    <w:rsid w:val="00455610"/>
    <w:rsid w:val="00463E8A"/>
    <w:rsid w:val="004827C9"/>
    <w:rsid w:val="004869F2"/>
    <w:rsid w:val="00494C9A"/>
    <w:rsid w:val="004968E3"/>
    <w:rsid w:val="004A6F5C"/>
    <w:rsid w:val="004B5109"/>
    <w:rsid w:val="004E0700"/>
    <w:rsid w:val="004E39B7"/>
    <w:rsid w:val="004E77CB"/>
    <w:rsid w:val="004F14AB"/>
    <w:rsid w:val="00500E71"/>
    <w:rsid w:val="00502600"/>
    <w:rsid w:val="00504EFD"/>
    <w:rsid w:val="0050754F"/>
    <w:rsid w:val="005113D4"/>
    <w:rsid w:val="00514D5A"/>
    <w:rsid w:val="0051726A"/>
    <w:rsid w:val="00521768"/>
    <w:rsid w:val="0052449B"/>
    <w:rsid w:val="00525881"/>
    <w:rsid w:val="00543EA9"/>
    <w:rsid w:val="005520E3"/>
    <w:rsid w:val="00580248"/>
    <w:rsid w:val="005802AF"/>
    <w:rsid w:val="005829FA"/>
    <w:rsid w:val="00587F05"/>
    <w:rsid w:val="005917B8"/>
    <w:rsid w:val="00595229"/>
    <w:rsid w:val="005A0CCD"/>
    <w:rsid w:val="005A0EAB"/>
    <w:rsid w:val="005D0C4B"/>
    <w:rsid w:val="005E5BFF"/>
    <w:rsid w:val="005E7C96"/>
    <w:rsid w:val="005F78A8"/>
    <w:rsid w:val="006018F7"/>
    <w:rsid w:val="006033DB"/>
    <w:rsid w:val="0061254D"/>
    <w:rsid w:val="00615518"/>
    <w:rsid w:val="00617428"/>
    <w:rsid w:val="00621986"/>
    <w:rsid w:val="0062477B"/>
    <w:rsid w:val="006250FC"/>
    <w:rsid w:val="006303F6"/>
    <w:rsid w:val="006442CA"/>
    <w:rsid w:val="0064647F"/>
    <w:rsid w:val="0064722D"/>
    <w:rsid w:val="0065006C"/>
    <w:rsid w:val="00660CB2"/>
    <w:rsid w:val="00671BAA"/>
    <w:rsid w:val="00690932"/>
    <w:rsid w:val="006915F2"/>
    <w:rsid w:val="006B069E"/>
    <w:rsid w:val="006B6413"/>
    <w:rsid w:val="006C3FB2"/>
    <w:rsid w:val="006C4CC7"/>
    <w:rsid w:val="006D4C51"/>
    <w:rsid w:val="006E12D7"/>
    <w:rsid w:val="006F61D3"/>
    <w:rsid w:val="007142FA"/>
    <w:rsid w:val="007235EC"/>
    <w:rsid w:val="00727A59"/>
    <w:rsid w:val="00733A80"/>
    <w:rsid w:val="007446C9"/>
    <w:rsid w:val="00750F09"/>
    <w:rsid w:val="00761FAB"/>
    <w:rsid w:val="00762B00"/>
    <w:rsid w:val="00771878"/>
    <w:rsid w:val="007835D7"/>
    <w:rsid w:val="007846FD"/>
    <w:rsid w:val="00786AA7"/>
    <w:rsid w:val="007907C0"/>
    <w:rsid w:val="007951B8"/>
    <w:rsid w:val="007A2451"/>
    <w:rsid w:val="007A5DBC"/>
    <w:rsid w:val="007A6500"/>
    <w:rsid w:val="007B14B8"/>
    <w:rsid w:val="007B4460"/>
    <w:rsid w:val="007D0FFE"/>
    <w:rsid w:val="007D22A7"/>
    <w:rsid w:val="007F4EDF"/>
    <w:rsid w:val="007F5A19"/>
    <w:rsid w:val="00806B98"/>
    <w:rsid w:val="008102D7"/>
    <w:rsid w:val="008141AF"/>
    <w:rsid w:val="0082035E"/>
    <w:rsid w:val="008236DC"/>
    <w:rsid w:val="0083117C"/>
    <w:rsid w:val="00831190"/>
    <w:rsid w:val="0084412A"/>
    <w:rsid w:val="0084501D"/>
    <w:rsid w:val="008517CD"/>
    <w:rsid w:val="00853BBD"/>
    <w:rsid w:val="0086670F"/>
    <w:rsid w:val="008709E9"/>
    <w:rsid w:val="008763F0"/>
    <w:rsid w:val="00893873"/>
    <w:rsid w:val="008A300B"/>
    <w:rsid w:val="008A7934"/>
    <w:rsid w:val="008B2C2B"/>
    <w:rsid w:val="008B4B65"/>
    <w:rsid w:val="008B7614"/>
    <w:rsid w:val="008D04DA"/>
    <w:rsid w:val="008F6F47"/>
    <w:rsid w:val="00902AC1"/>
    <w:rsid w:val="00903A57"/>
    <w:rsid w:val="0090599F"/>
    <w:rsid w:val="00907A48"/>
    <w:rsid w:val="009115F6"/>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415E5"/>
    <w:rsid w:val="00A439A2"/>
    <w:rsid w:val="00A446CC"/>
    <w:rsid w:val="00A46FBF"/>
    <w:rsid w:val="00A47E8F"/>
    <w:rsid w:val="00A55EF2"/>
    <w:rsid w:val="00A577F7"/>
    <w:rsid w:val="00A62E03"/>
    <w:rsid w:val="00A6345B"/>
    <w:rsid w:val="00A65CB2"/>
    <w:rsid w:val="00A711D3"/>
    <w:rsid w:val="00A739CF"/>
    <w:rsid w:val="00A828B1"/>
    <w:rsid w:val="00A907C2"/>
    <w:rsid w:val="00A9462B"/>
    <w:rsid w:val="00A949BD"/>
    <w:rsid w:val="00AA2F4C"/>
    <w:rsid w:val="00AA5B78"/>
    <w:rsid w:val="00AB0254"/>
    <w:rsid w:val="00AB19CD"/>
    <w:rsid w:val="00AB474C"/>
    <w:rsid w:val="00AB5225"/>
    <w:rsid w:val="00AC6C45"/>
    <w:rsid w:val="00AC7215"/>
    <w:rsid w:val="00AD2472"/>
    <w:rsid w:val="00AE470C"/>
    <w:rsid w:val="00B00ADC"/>
    <w:rsid w:val="00B0192A"/>
    <w:rsid w:val="00B12787"/>
    <w:rsid w:val="00B25701"/>
    <w:rsid w:val="00B31B94"/>
    <w:rsid w:val="00B3397D"/>
    <w:rsid w:val="00B4045A"/>
    <w:rsid w:val="00B40DFD"/>
    <w:rsid w:val="00B4493D"/>
    <w:rsid w:val="00B466C3"/>
    <w:rsid w:val="00B53AD2"/>
    <w:rsid w:val="00B6180B"/>
    <w:rsid w:val="00B73A27"/>
    <w:rsid w:val="00B744DE"/>
    <w:rsid w:val="00B75B5D"/>
    <w:rsid w:val="00B804EC"/>
    <w:rsid w:val="00B878B2"/>
    <w:rsid w:val="00B91B19"/>
    <w:rsid w:val="00B96E7C"/>
    <w:rsid w:val="00B96EBC"/>
    <w:rsid w:val="00BA2182"/>
    <w:rsid w:val="00BA56F8"/>
    <w:rsid w:val="00BA6193"/>
    <w:rsid w:val="00BA7A7C"/>
    <w:rsid w:val="00BB1920"/>
    <w:rsid w:val="00BB32C7"/>
    <w:rsid w:val="00BB6AAE"/>
    <w:rsid w:val="00BC3168"/>
    <w:rsid w:val="00BC42E4"/>
    <w:rsid w:val="00BE3B42"/>
    <w:rsid w:val="00BE79E5"/>
    <w:rsid w:val="00C00135"/>
    <w:rsid w:val="00C04B60"/>
    <w:rsid w:val="00C04C3C"/>
    <w:rsid w:val="00C144B5"/>
    <w:rsid w:val="00C21902"/>
    <w:rsid w:val="00C44DAF"/>
    <w:rsid w:val="00C47F5D"/>
    <w:rsid w:val="00C54B96"/>
    <w:rsid w:val="00C92460"/>
    <w:rsid w:val="00CB4D79"/>
    <w:rsid w:val="00CC0326"/>
    <w:rsid w:val="00CC0452"/>
    <w:rsid w:val="00CC1FB5"/>
    <w:rsid w:val="00CD1E67"/>
    <w:rsid w:val="00CE3FB1"/>
    <w:rsid w:val="00CF224B"/>
    <w:rsid w:val="00D30221"/>
    <w:rsid w:val="00D33049"/>
    <w:rsid w:val="00D361AD"/>
    <w:rsid w:val="00D37BFB"/>
    <w:rsid w:val="00D4524F"/>
    <w:rsid w:val="00D564F4"/>
    <w:rsid w:val="00D6297C"/>
    <w:rsid w:val="00D664FA"/>
    <w:rsid w:val="00D76DC9"/>
    <w:rsid w:val="00D8490E"/>
    <w:rsid w:val="00DA3B79"/>
    <w:rsid w:val="00DB374F"/>
    <w:rsid w:val="00DC2E61"/>
    <w:rsid w:val="00DC6594"/>
    <w:rsid w:val="00DD404D"/>
    <w:rsid w:val="00DE121F"/>
    <w:rsid w:val="00DE1E18"/>
    <w:rsid w:val="00DE4FCD"/>
    <w:rsid w:val="00DF1683"/>
    <w:rsid w:val="00DF1867"/>
    <w:rsid w:val="00E00E93"/>
    <w:rsid w:val="00E026EF"/>
    <w:rsid w:val="00E071B1"/>
    <w:rsid w:val="00E13879"/>
    <w:rsid w:val="00E13947"/>
    <w:rsid w:val="00E17AF2"/>
    <w:rsid w:val="00E200A3"/>
    <w:rsid w:val="00E2660C"/>
    <w:rsid w:val="00E27082"/>
    <w:rsid w:val="00E46353"/>
    <w:rsid w:val="00E52A0B"/>
    <w:rsid w:val="00E53473"/>
    <w:rsid w:val="00E54F06"/>
    <w:rsid w:val="00E60DFD"/>
    <w:rsid w:val="00E64ADB"/>
    <w:rsid w:val="00E7105D"/>
    <w:rsid w:val="00E73F71"/>
    <w:rsid w:val="00E75C6A"/>
    <w:rsid w:val="00E920ED"/>
    <w:rsid w:val="00E94104"/>
    <w:rsid w:val="00E947E4"/>
    <w:rsid w:val="00EB2F76"/>
    <w:rsid w:val="00EC2729"/>
    <w:rsid w:val="00ED76D3"/>
    <w:rsid w:val="00EE128E"/>
    <w:rsid w:val="00EF4F33"/>
    <w:rsid w:val="00EF72C4"/>
    <w:rsid w:val="00EF76D4"/>
    <w:rsid w:val="00F02FCB"/>
    <w:rsid w:val="00F106F7"/>
    <w:rsid w:val="00F206BC"/>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hyperlink" Target="https://github.com/hsuchihting/tailwindcss-vue/blob/master/tailwind.config.js" TargetMode="External"/><Relationship Id="rId170" Type="http://schemas.openxmlformats.org/officeDocument/2006/relationships/image" Target="media/image154.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hyperlink" Target="https://github.com/hsuchihting/TailwindCSS_demo/blob/master/card.html" TargetMode="External"/><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hyperlink" Target="https://ithelp.ithome.com.tw/users/20119300/ironman/3948" TargetMode="Externa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5.png"/><Relationship Id="rId237" Type="http://schemas.openxmlformats.org/officeDocument/2006/relationships/image" Target="media/image213.png"/><Relationship Id="rId22" Type="http://schemas.openxmlformats.org/officeDocument/2006/relationships/hyperlink" Target="https://caniuse.com/"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5.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hyperlink" Target="https://hsuchihting.github.io/dark_mode_demo/darkModeDemo.html" TargetMode="External"/><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4.png"/><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hyperlink" Target="https://picsum.photos/" TargetMode="External"/><Relationship Id="rId228" Type="http://schemas.openxmlformats.org/officeDocument/2006/relationships/image" Target="media/image206.png"/><Relationship Id="rId13" Type="http://schemas.openxmlformats.org/officeDocument/2006/relationships/hyperlink" Target="https://2021.stateofcss.com/en-US/technologies/css-frameworks" TargetMode="External"/><Relationship Id="rId109" Type="http://schemas.openxmlformats.org/officeDocument/2006/relationships/image" Target="media/image9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image" Target="media/image2.png"/><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197.png"/><Relationship Id="rId239" Type="http://schemas.openxmlformats.org/officeDocument/2006/relationships/image" Target="media/image215.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hyperlink" Target="https://unsplash.com/" TargetMode="External"/><Relationship Id="rId229" Type="http://schemas.openxmlformats.org/officeDocument/2006/relationships/image" Target="media/image207.png"/><Relationship Id="rId240" Type="http://schemas.openxmlformats.org/officeDocument/2006/relationships/image" Target="media/image216.png"/><Relationship Id="rId14" Type="http://schemas.openxmlformats.org/officeDocument/2006/relationships/hyperlink" Target="https://tailwindcss.com/docs/responsive-design"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8" Type="http://schemas.openxmlformats.org/officeDocument/2006/relationships/image" Target="media/image3.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image" Target="media/image198.png"/><Relationship Id="rId230" Type="http://schemas.openxmlformats.org/officeDocument/2006/relationships/image" Target="media/image208.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17.png"/><Relationship Id="rId15" Type="http://schemas.openxmlformats.org/officeDocument/2006/relationships/hyperlink" Target="https://tailwindcss.com/docs/responsive-design" TargetMode="External"/><Relationship Id="rId36" Type="http://schemas.openxmlformats.org/officeDocument/2006/relationships/image" Target="media/image27.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hyperlink" Target="https://codepen.io/hnzxewqw/pen/KKyKbqe"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hyperlink" Target="https://www.npmjs.com/package/autoprefixer"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2.png"/><Relationship Id="rId26" Type="http://schemas.openxmlformats.org/officeDocument/2006/relationships/image" Target="media/image17.png"/><Relationship Id="rId231" Type="http://schemas.openxmlformats.org/officeDocument/2006/relationships/image" Target="media/image20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1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hyperlink" Target="https://tailwindcss.tw/docs/preflight" TargetMode="External"/><Relationship Id="rId165" Type="http://schemas.openxmlformats.org/officeDocument/2006/relationships/image" Target="media/image149.png"/><Relationship Id="rId186" Type="http://schemas.openxmlformats.org/officeDocument/2006/relationships/image" Target="media/image168.png"/><Relationship Id="rId211" Type="http://schemas.openxmlformats.org/officeDocument/2006/relationships/image" Target="media/image190.png"/><Relationship Id="rId232" Type="http://schemas.openxmlformats.org/officeDocument/2006/relationships/image" Target="media/image21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1.png"/><Relationship Id="rId243" Type="http://schemas.openxmlformats.org/officeDocument/2006/relationships/hyperlink" Target="https://github.com/hsuchihting/TailwindCSS_demo/blob/master/transformCard.html" TargetMode="Externa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hyperlink" Target="https://github.com/sindresorhus/modern-normalize" TargetMode="External"/><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2.png"/><Relationship Id="rId244" Type="http://schemas.openxmlformats.org/officeDocument/2006/relationships/image" Target="media/image219.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hyperlink" Target="https://meyerweb.com/eric/tools/css/reset/" TargetMode="External"/><Relationship Id="rId213" Type="http://schemas.openxmlformats.org/officeDocument/2006/relationships/image" Target="media/image192.png"/><Relationship Id="rId234" Type="http://schemas.openxmlformats.org/officeDocument/2006/relationships/hyperlink" Target="https://github.com/hsuchihting/TailwindCSS_demo/blob/master/card.html" TargetMode="External"/><Relationship Id="rId2" Type="http://schemas.openxmlformats.org/officeDocument/2006/relationships/styles" Target="styles.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hyperlink" Target="https://github.com/hsuchihting/tailwindcss-vue/blob/master/src/views/groupHover.vue" TargetMode="External"/><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necolas.github.io/normalize.css/" TargetMode="External"/><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hyperlink" Target="https://hsuchihting.github.io/TailwindCSS/20211003/944679405/"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2.png"/><Relationship Id="rId204" Type="http://schemas.openxmlformats.org/officeDocument/2006/relationships/hyperlink" Target="https://github.com/hsuchihting/TailwindCSS_demo/blob/master/message.html" TargetMode="External"/><Relationship Id="rId225" Type="http://schemas.openxmlformats.org/officeDocument/2006/relationships/image" Target="media/image204.png"/><Relationship Id="rId246" Type="http://schemas.openxmlformats.org/officeDocument/2006/relationships/theme" Target="theme/theme1.xml"/><Relationship Id="rId106" Type="http://schemas.openxmlformats.org/officeDocument/2006/relationships/image" Target="media/image92.png"/><Relationship Id="rId127" Type="http://schemas.openxmlformats.org/officeDocument/2006/relationships/image" Target="media/image11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410</TotalTime>
  <Pages>132</Pages>
  <Words>6453</Words>
  <Characters>36785</Characters>
  <Application>Microsoft Office Word</Application>
  <DocSecurity>0</DocSecurity>
  <Lines>306</Lines>
  <Paragraphs>86</Paragraphs>
  <ScaleCrop>false</ScaleCrop>
  <Company/>
  <LinksUpToDate>false</LinksUpToDate>
  <CharactersWithSpaces>43152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16</cp:revision>
  <dcterms:created xsi:type="dcterms:W3CDTF">2022-04-20T13:44:00Z</dcterms:created>
  <dcterms:modified xsi:type="dcterms:W3CDTF">2022-05-23T14:28:00Z</dcterms:modified>
</cp:coreProperties>
</file>